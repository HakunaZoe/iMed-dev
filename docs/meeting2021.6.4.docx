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040D9D" w14:textId="3B8B1561" w:rsidR="00A34745" w:rsidRPr="006601F1" w:rsidRDefault="00A34745" w:rsidP="00B22692">
      <w:pPr>
        <w:rPr>
          <w:b/>
          <w:bCs/>
          <w:sz w:val="28"/>
          <w:szCs w:val="28"/>
        </w:rPr>
      </w:pPr>
    </w:p>
    <w:p w14:paraId="560AC680" w14:textId="75210C2E" w:rsidR="00622F54" w:rsidRPr="006601F1" w:rsidRDefault="00A34745" w:rsidP="00A34745">
      <w:pPr>
        <w:ind w:left="720" w:hanging="360"/>
        <w:rPr>
          <w:b/>
          <w:bCs/>
          <w:sz w:val="28"/>
          <w:szCs w:val="28"/>
        </w:rPr>
      </w:pPr>
      <w:r w:rsidRPr="006601F1">
        <w:rPr>
          <w:b/>
          <w:bCs/>
          <w:sz w:val="28"/>
          <w:szCs w:val="28"/>
        </w:rPr>
        <w:t>Progress made in the past week.</w:t>
      </w:r>
    </w:p>
    <w:p w14:paraId="0FDD403E" w14:textId="592818C8" w:rsidR="00A34745" w:rsidRDefault="007844D6" w:rsidP="007844D6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</w:t>
      </w:r>
      <w:r>
        <w:rPr>
          <w:rFonts w:hint="eastAsia"/>
          <w:b/>
          <w:bCs/>
          <w:sz w:val="28"/>
          <w:szCs w:val="28"/>
        </w:rPr>
        <w:t>dded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hint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function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for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microphone</w:t>
      </w:r>
    </w:p>
    <w:p w14:paraId="724B944F" w14:textId="0ACC50B7" w:rsidR="007844D6" w:rsidRDefault="007844D6" w:rsidP="007844D6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412E15" wp14:editId="2643007F">
            <wp:extent cx="5943600" cy="1116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A15C" w14:textId="23F1A8E5" w:rsidR="007844D6" w:rsidRDefault="007844D6" w:rsidP="007844D6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E91596" wp14:editId="3254904A">
            <wp:extent cx="5943600" cy="1214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C2F4" w14:textId="6794CAF4" w:rsidR="007844D6" w:rsidRDefault="007844D6" w:rsidP="007844D6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</w:t>
      </w:r>
      <w:r>
        <w:rPr>
          <w:rFonts w:hint="eastAsia"/>
          <w:b/>
          <w:bCs/>
          <w:sz w:val="28"/>
          <w:szCs w:val="28"/>
        </w:rPr>
        <w:t>d</w:t>
      </w:r>
      <w:r>
        <w:rPr>
          <w:b/>
          <w:bCs/>
          <w:sz w:val="28"/>
          <w:szCs w:val="28"/>
        </w:rPr>
        <w:t>ded hint function for medical options</w:t>
      </w:r>
    </w:p>
    <w:p w14:paraId="523AD4DF" w14:textId="36A72594" w:rsidR="007844D6" w:rsidRDefault="007844D6" w:rsidP="007844D6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D565BC" wp14:editId="3B513D3D">
            <wp:extent cx="5943600" cy="1274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5F21" w14:textId="77777777" w:rsidR="007844D6" w:rsidRDefault="007844D6" w:rsidP="007844D6">
      <w:pPr>
        <w:pStyle w:val="ListParagraph"/>
        <w:rPr>
          <w:b/>
          <w:bCs/>
          <w:sz w:val="28"/>
          <w:szCs w:val="28"/>
        </w:rPr>
      </w:pPr>
    </w:p>
    <w:p w14:paraId="310BD583" w14:textId="7376BE28" w:rsidR="007844D6" w:rsidRDefault="007844D6" w:rsidP="007844D6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Added auto complete input function</w:t>
      </w:r>
    </w:p>
    <w:p w14:paraId="2D6A0350" w14:textId="44C267A5" w:rsidR="007844D6" w:rsidRPr="007844D6" w:rsidRDefault="007844D6" w:rsidP="007844D6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0EEC32" wp14:editId="63D0F83F">
            <wp:extent cx="5943600" cy="1428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4D53" w14:textId="37F25221" w:rsidR="00A34745" w:rsidRPr="006601F1" w:rsidRDefault="00A34745" w:rsidP="00A34745">
      <w:pPr>
        <w:ind w:left="720" w:hanging="360"/>
        <w:rPr>
          <w:b/>
          <w:bCs/>
          <w:sz w:val="28"/>
          <w:szCs w:val="28"/>
        </w:rPr>
      </w:pPr>
    </w:p>
    <w:p w14:paraId="664581D2" w14:textId="250A3682" w:rsidR="00A34745" w:rsidRDefault="00A34745" w:rsidP="00A34745">
      <w:pPr>
        <w:ind w:left="720" w:hanging="360"/>
        <w:rPr>
          <w:b/>
          <w:bCs/>
          <w:sz w:val="28"/>
          <w:szCs w:val="28"/>
        </w:rPr>
      </w:pPr>
      <w:r w:rsidRPr="006601F1">
        <w:rPr>
          <w:b/>
          <w:bCs/>
          <w:sz w:val="28"/>
          <w:szCs w:val="28"/>
        </w:rPr>
        <w:t>Issues/Questions</w:t>
      </w:r>
      <w:del w:id="0" w:author="Jiang, Xia" w:date="2021-06-06T09:48:00Z">
        <w:r w:rsidR="001B6DB7" w:rsidRPr="006601F1" w:rsidDel="00AD1C65">
          <w:rPr>
            <w:b/>
            <w:bCs/>
            <w:sz w:val="28"/>
            <w:szCs w:val="28"/>
          </w:rPr>
          <w:delText>/Comments</w:delText>
        </w:r>
      </w:del>
    </w:p>
    <w:p w14:paraId="13D9CF67" w14:textId="265A2385" w:rsidR="00426ACD" w:rsidRDefault="00426ACD" w:rsidP="00426AC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 we need to design some feedback form?</w:t>
      </w:r>
    </w:p>
    <w:p w14:paraId="6B116C92" w14:textId="156DA447" w:rsidR="00426ACD" w:rsidRDefault="00426ACD" w:rsidP="00426ACD">
      <w:pPr>
        <w:pStyle w:val="ListParagraph"/>
        <w:rPr>
          <w:ins w:id="1" w:author="Jiang, Xia" w:date="2021-06-06T09:40:00Z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26F26" wp14:editId="458D2828">
            <wp:extent cx="3434454" cy="3362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7795" cy="33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F5E9" w14:textId="0C3DB561" w:rsidR="005C1908" w:rsidRDefault="005C1908" w:rsidP="00426ACD">
      <w:pPr>
        <w:pStyle w:val="ListParagraph"/>
        <w:rPr>
          <w:ins w:id="2" w:author="Jiang, Xia" w:date="2021-06-06T09:40:00Z"/>
          <w:b/>
          <w:bCs/>
          <w:sz w:val="28"/>
          <w:szCs w:val="28"/>
        </w:rPr>
      </w:pPr>
    </w:p>
    <w:p w14:paraId="3663F386" w14:textId="056ED0AA" w:rsidR="005C1908" w:rsidRPr="00426ACD" w:rsidRDefault="005C1908" w:rsidP="00426ACD">
      <w:pPr>
        <w:pStyle w:val="ListParagraph"/>
        <w:rPr>
          <w:b/>
          <w:bCs/>
          <w:sz w:val="28"/>
          <w:szCs w:val="28"/>
        </w:rPr>
      </w:pPr>
      <w:ins w:id="3" w:author="Jiang, Xia" w:date="2021-06-06T09:40:00Z">
        <w:r>
          <w:rPr>
            <w:b/>
            <w:bCs/>
            <w:sz w:val="28"/>
            <w:szCs w:val="28"/>
          </w:rPr>
          <w:t>This is too complicated. I suggest</w:t>
        </w:r>
      </w:ins>
      <w:ins w:id="4" w:author="Jiang, Xia" w:date="2021-06-06T09:41:00Z">
        <w:r>
          <w:rPr>
            <w:b/>
            <w:bCs/>
            <w:sz w:val="28"/>
            <w:szCs w:val="28"/>
          </w:rPr>
          <w:t xml:space="preserve"> that we do some simple form of feedback such as 5-star scale rating or</w:t>
        </w:r>
      </w:ins>
      <w:ins w:id="5" w:author="Jiang, Xia" w:date="2021-06-06T09:42:00Z">
        <w:r>
          <w:rPr>
            <w:b/>
            <w:bCs/>
            <w:sz w:val="28"/>
            <w:szCs w:val="28"/>
          </w:rPr>
          <w:t xml:space="preserve"> just two click buttons (experi</w:t>
        </w:r>
      </w:ins>
      <w:ins w:id="6" w:author="Jiang, Xia" w:date="2021-06-06T09:43:00Z">
        <w:r>
          <w:rPr>
            <w:b/>
            <w:bCs/>
            <w:sz w:val="28"/>
            <w:szCs w:val="28"/>
          </w:rPr>
          <w:t xml:space="preserve">ence good or bad), if experience is good, then we collect it as a positive user feedback, while if it is bad then we can </w:t>
        </w:r>
      </w:ins>
      <w:ins w:id="7" w:author="Jiang, Xia" w:date="2021-06-06T09:44:00Z">
        <w:r>
          <w:rPr>
            <w:b/>
            <w:bCs/>
            <w:sz w:val="28"/>
            <w:szCs w:val="28"/>
          </w:rPr>
          <w:t xml:space="preserve">prompt for user to enter their comments which may help to improve our </w:t>
        </w:r>
      </w:ins>
      <w:ins w:id="8" w:author="Jiang, Xia" w:date="2021-06-06T09:45:00Z">
        <w:r>
          <w:rPr>
            <w:b/>
            <w:bCs/>
            <w:sz w:val="28"/>
            <w:szCs w:val="28"/>
          </w:rPr>
          <w:t xml:space="preserve">tool. </w:t>
        </w:r>
      </w:ins>
    </w:p>
    <w:p w14:paraId="4CF49F97" w14:textId="68584FCF" w:rsidR="00426ACD" w:rsidRDefault="00426ACD" w:rsidP="00426AC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 we need to email transcript (chat history) to our customer?</w:t>
      </w:r>
      <w:ins w:id="9" w:author="Jiang, Xia" w:date="2021-06-06T09:45:00Z">
        <w:r w:rsidR="005C1908">
          <w:rPr>
            <w:b/>
            <w:bCs/>
            <w:sz w:val="28"/>
            <w:szCs w:val="28"/>
          </w:rPr>
          <w:t xml:space="preserve"> </w:t>
        </w:r>
      </w:ins>
    </w:p>
    <w:p w14:paraId="4FC9A378" w14:textId="39090C2B" w:rsidR="00426ACD" w:rsidRDefault="00426ACD" w:rsidP="00426ACD">
      <w:pPr>
        <w:pStyle w:val="ListParagraph"/>
        <w:rPr>
          <w:ins w:id="10" w:author="Jiang, Xia" w:date="2021-06-06T09:45:00Z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Like this</w:t>
      </w:r>
    </w:p>
    <w:p w14:paraId="2B24ABF5" w14:textId="38E5A3C8" w:rsidR="005C1908" w:rsidRDefault="005C1908" w:rsidP="00426ACD">
      <w:pPr>
        <w:pStyle w:val="ListParagraph"/>
        <w:rPr>
          <w:ins w:id="11" w:author="Jiang, Xia" w:date="2021-06-06T09:45:00Z"/>
          <w:b/>
          <w:bCs/>
          <w:sz w:val="28"/>
          <w:szCs w:val="28"/>
        </w:rPr>
      </w:pPr>
    </w:p>
    <w:p w14:paraId="5CC8F7F6" w14:textId="68CE7FB5" w:rsidR="005C1908" w:rsidRDefault="005C1908" w:rsidP="00426ACD">
      <w:pPr>
        <w:pStyle w:val="ListParagraph"/>
        <w:rPr>
          <w:b/>
          <w:bCs/>
          <w:sz w:val="28"/>
          <w:szCs w:val="28"/>
        </w:rPr>
      </w:pPr>
      <w:ins w:id="12" w:author="Jiang, Xia" w:date="2021-06-06T09:45:00Z">
        <w:r>
          <w:rPr>
            <w:b/>
            <w:bCs/>
            <w:sz w:val="28"/>
            <w:szCs w:val="28"/>
          </w:rPr>
          <w:t>No.</w:t>
        </w:r>
      </w:ins>
    </w:p>
    <w:p w14:paraId="0F81B4C3" w14:textId="51D16DCF" w:rsidR="00426ACD" w:rsidRPr="00426ACD" w:rsidRDefault="00426ACD" w:rsidP="00426ACD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E8539" wp14:editId="7BA465CD">
            <wp:extent cx="5943600" cy="3836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86E3" w14:textId="0EF87C63" w:rsidR="007844D6" w:rsidRDefault="007844D6" w:rsidP="00A34745">
      <w:pPr>
        <w:ind w:left="720" w:hanging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C984BC" wp14:editId="4D682855">
            <wp:extent cx="4921991" cy="1847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7900" cy="18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8999" w14:textId="6D64FA5B" w:rsidR="00426ACD" w:rsidRDefault="00426ACD" w:rsidP="00A34745">
      <w:pPr>
        <w:ind w:left="720" w:hanging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BD31BC" wp14:editId="10F7CB3F">
            <wp:extent cx="4946730" cy="25050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6270" cy="25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68E6" w14:textId="77777777" w:rsidR="00426ACD" w:rsidRPr="006601F1" w:rsidRDefault="00426ACD" w:rsidP="00A34745">
      <w:pPr>
        <w:ind w:left="720" w:hanging="360"/>
        <w:rPr>
          <w:b/>
          <w:bCs/>
          <w:sz w:val="28"/>
          <w:szCs w:val="28"/>
        </w:rPr>
      </w:pPr>
    </w:p>
    <w:p w14:paraId="3312EF48" w14:textId="262AC5E5" w:rsidR="00A34745" w:rsidRPr="00426ACD" w:rsidRDefault="00426ACD" w:rsidP="00426AC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need to make our chatbot can move and can be resized by users</w:t>
      </w:r>
    </w:p>
    <w:p w14:paraId="58A27973" w14:textId="4C498D52" w:rsidR="00A34745" w:rsidRDefault="00426ACD" w:rsidP="00A34745">
      <w:pPr>
        <w:ind w:left="720" w:hanging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6E4075" wp14:editId="39F238B2">
            <wp:extent cx="4957156" cy="2524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051" cy="25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63AC" w14:textId="471A3F9A" w:rsidR="00426ACD" w:rsidRDefault="00426ACD" w:rsidP="00A34745">
      <w:pPr>
        <w:ind w:left="720" w:hanging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7FCA72" wp14:editId="470C640E">
            <wp:extent cx="4888486" cy="248602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7266" cy="24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D5CE" w14:textId="038D6862" w:rsidR="00ED0FE4" w:rsidRDefault="00ED0FE4" w:rsidP="00ED0FE4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FedEx online chat</w:t>
      </w:r>
    </w:p>
    <w:p w14:paraId="525ED26A" w14:textId="795A9B01" w:rsidR="00ED0FE4" w:rsidRDefault="00ED0FE4" w:rsidP="00ED0FE4">
      <w:pPr>
        <w:pStyle w:val="ListParagraph"/>
        <w:numPr>
          <w:ilvl w:val="0"/>
          <w:numId w:val="4"/>
        </w:numPr>
        <w:rPr>
          <w:ins w:id="13" w:author="Jiang, Xia" w:date="2021-06-06T09:48:00Z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BBF9D2" wp14:editId="67FDB033">
            <wp:extent cx="4848396" cy="1962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6821" cy="196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D97" w14:textId="77777777" w:rsidR="00AD1C65" w:rsidRPr="00ED0FE4" w:rsidRDefault="00AD1C65">
      <w:pPr>
        <w:pStyle w:val="ListParagraph"/>
        <w:rPr>
          <w:b/>
          <w:bCs/>
          <w:sz w:val="28"/>
          <w:szCs w:val="28"/>
        </w:rPr>
        <w:pPrChange w:id="14" w:author="Jiang, Xia" w:date="2021-06-06T09:49:00Z">
          <w:pPr>
            <w:pStyle w:val="ListParagraph"/>
            <w:numPr>
              <w:numId w:val="4"/>
            </w:numPr>
            <w:ind w:hanging="360"/>
          </w:pPr>
        </w:pPrChange>
      </w:pPr>
    </w:p>
    <w:p w14:paraId="74AB6B94" w14:textId="6714DD5D" w:rsidR="00AD1C65" w:rsidRDefault="00AD1C65" w:rsidP="00426ACD">
      <w:pPr>
        <w:ind w:left="720" w:hanging="360"/>
        <w:rPr>
          <w:ins w:id="15" w:author="Jiang, Xia" w:date="2021-06-06T10:09:00Z"/>
          <w:b/>
          <w:bCs/>
          <w:sz w:val="28"/>
          <w:szCs w:val="28"/>
        </w:rPr>
      </w:pPr>
      <w:ins w:id="16" w:author="Jiang, Xia" w:date="2021-06-06T09:49:00Z">
        <w:r>
          <w:rPr>
            <w:b/>
            <w:bCs/>
            <w:sz w:val="28"/>
            <w:szCs w:val="28"/>
          </w:rPr>
          <w:t>Comments.</w:t>
        </w:r>
      </w:ins>
    </w:p>
    <w:p w14:paraId="267D2AE7" w14:textId="37829F83" w:rsidR="00C96D17" w:rsidRDefault="00C96D17" w:rsidP="00426ACD">
      <w:pPr>
        <w:ind w:left="720" w:hanging="360"/>
        <w:rPr>
          <w:ins w:id="17" w:author="Jiang, Xia" w:date="2021-06-06T09:59:00Z"/>
          <w:b/>
          <w:bCs/>
          <w:sz w:val="28"/>
          <w:szCs w:val="28"/>
        </w:rPr>
      </w:pPr>
      <w:ins w:id="18" w:author="Jiang, Xia" w:date="2021-06-06T10:09:00Z">
        <w:r>
          <w:rPr>
            <w:b/>
            <w:bCs/>
            <w:sz w:val="28"/>
            <w:szCs w:val="28"/>
          </w:rPr>
          <w:t xml:space="preserve">I tested the text-chat </w:t>
        </w:r>
      </w:ins>
      <w:ins w:id="19" w:author="Jiang, Xia" w:date="2021-06-06T10:10:00Z">
        <w:r>
          <w:rPr>
            <w:b/>
            <w:bCs/>
            <w:sz w:val="28"/>
            <w:szCs w:val="28"/>
          </w:rPr>
          <w:t>function</w:t>
        </w:r>
      </w:ins>
      <w:ins w:id="20" w:author="Jiang, Xia" w:date="2021-06-06T10:11:00Z">
        <w:r>
          <w:rPr>
            <w:b/>
            <w:bCs/>
            <w:sz w:val="28"/>
            <w:szCs w:val="28"/>
          </w:rPr>
          <w:t xml:space="preserve"> further</w:t>
        </w:r>
      </w:ins>
      <w:ins w:id="21" w:author="Jiang, Xia" w:date="2021-06-06T10:10:00Z">
        <w:r>
          <w:rPr>
            <w:b/>
            <w:bCs/>
            <w:sz w:val="28"/>
            <w:szCs w:val="28"/>
          </w:rPr>
          <w:t>. Currently it does not do much but give nonsense</w:t>
        </w:r>
      </w:ins>
      <w:ins w:id="22" w:author="Jiang, Xia" w:date="2021-06-06T10:11:00Z">
        <w:r>
          <w:rPr>
            <w:b/>
            <w:bCs/>
            <w:sz w:val="28"/>
            <w:szCs w:val="28"/>
          </w:rPr>
          <w:t>s (See the screenshot below).</w:t>
        </w:r>
      </w:ins>
    </w:p>
    <w:p w14:paraId="70331463" w14:textId="34029E0A" w:rsidR="00AD1C65" w:rsidRDefault="0040753B" w:rsidP="00426ACD">
      <w:pPr>
        <w:ind w:left="720" w:hanging="360"/>
        <w:rPr>
          <w:ins w:id="23" w:author="Jiang, Xia" w:date="2021-06-06T09:59:00Z"/>
          <w:b/>
          <w:bCs/>
          <w:sz w:val="28"/>
          <w:szCs w:val="28"/>
        </w:rPr>
      </w:pPr>
      <w:ins w:id="24" w:author="Jiang, Xia" w:date="2021-06-06T10:01:00Z">
        <w:r w:rsidRPr="0040753B">
          <w:rPr>
            <w:b/>
            <w:bCs/>
            <w:noProof/>
            <w:sz w:val="28"/>
            <w:szCs w:val="28"/>
          </w:rPr>
          <w:lastRenderedPageBreak/>
          <w:drawing>
            <wp:inline distT="0" distB="0" distL="0" distR="0" wp14:anchorId="6375AEB0" wp14:editId="6A62DCD3">
              <wp:extent cx="5943600" cy="2866390"/>
              <wp:effectExtent l="0" t="0" r="0" b="3810"/>
              <wp:docPr id="6" name="Picture 6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text, application, chat or text message&#10;&#10;Description automatically generated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663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A1944D" w14:textId="4FA76160" w:rsidR="00AD1C65" w:rsidRDefault="00AD1C65" w:rsidP="00426ACD">
      <w:pPr>
        <w:ind w:left="720" w:hanging="360"/>
        <w:rPr>
          <w:ins w:id="25" w:author="Jiang, Xia" w:date="2021-06-06T09:49:00Z"/>
          <w:b/>
          <w:bCs/>
          <w:sz w:val="28"/>
          <w:szCs w:val="28"/>
        </w:rPr>
      </w:pPr>
      <w:ins w:id="26" w:author="Jiang, Xia" w:date="2021-06-06T09:59:00Z">
        <w:r w:rsidRPr="00AD1C65">
          <w:rPr>
            <w:b/>
            <w:bCs/>
            <w:noProof/>
            <w:sz w:val="28"/>
            <w:szCs w:val="28"/>
          </w:rPr>
          <w:drawing>
            <wp:inline distT="0" distB="0" distL="0" distR="0" wp14:anchorId="634F85C7" wp14:editId="13BC8041">
              <wp:extent cx="5943600" cy="2917190"/>
              <wp:effectExtent l="0" t="0" r="0" b="3810"/>
              <wp:docPr id="2" name="Picture 2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Graphical user interface, text, application, chat or text message&#10;&#10;Description automatically generated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171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29BB47" w14:textId="77777777" w:rsidR="00AD1C65" w:rsidRDefault="00AD1C65" w:rsidP="00426ACD">
      <w:pPr>
        <w:ind w:left="720" w:hanging="360"/>
        <w:rPr>
          <w:ins w:id="27" w:author="Jiang, Xia" w:date="2021-06-06T09:49:00Z"/>
          <w:b/>
          <w:bCs/>
          <w:sz w:val="28"/>
          <w:szCs w:val="28"/>
        </w:rPr>
      </w:pPr>
    </w:p>
    <w:p w14:paraId="745ED214" w14:textId="6F4AF86F" w:rsidR="007844D6" w:rsidRDefault="001B6DB7" w:rsidP="00426ACD">
      <w:pPr>
        <w:ind w:left="720" w:hanging="360"/>
        <w:rPr>
          <w:ins w:id="28" w:author="Jiang, Xia" w:date="2021-06-06T09:46:00Z"/>
          <w:b/>
          <w:bCs/>
          <w:sz w:val="28"/>
          <w:szCs w:val="28"/>
        </w:rPr>
      </w:pPr>
      <w:r w:rsidRPr="006601F1">
        <w:rPr>
          <w:b/>
          <w:bCs/>
          <w:sz w:val="28"/>
          <w:szCs w:val="28"/>
        </w:rPr>
        <w:t>Ongoing tasks that cover more than a week</w:t>
      </w:r>
    </w:p>
    <w:p w14:paraId="253E8858" w14:textId="1D61F142" w:rsidR="005C1908" w:rsidRDefault="005C1908" w:rsidP="005C1908">
      <w:pPr>
        <w:pStyle w:val="ListParagraph"/>
        <w:numPr>
          <w:ilvl w:val="0"/>
          <w:numId w:val="6"/>
        </w:numPr>
        <w:rPr>
          <w:ins w:id="29" w:author="Jiang, Xia" w:date="2021-06-06T09:47:00Z"/>
          <w:b/>
          <w:bCs/>
          <w:sz w:val="28"/>
          <w:szCs w:val="28"/>
        </w:rPr>
      </w:pPr>
      <w:ins w:id="30" w:author="Jiang, Xia" w:date="2021-06-06T09:46:00Z">
        <w:r w:rsidRPr="005C1908">
          <w:rPr>
            <w:b/>
            <w:bCs/>
            <w:sz w:val="28"/>
            <w:szCs w:val="28"/>
            <w:rPrChange w:id="31" w:author="Jiang, Xia" w:date="2021-06-06T09:47:00Z">
              <w:rPr/>
            </w:rPrChange>
          </w:rPr>
          <w:t>Improving iMedBot</w:t>
        </w:r>
      </w:ins>
    </w:p>
    <w:p w14:paraId="517120E4" w14:textId="0DAEC32C" w:rsidR="005C1908" w:rsidRPr="005C1908" w:rsidRDefault="005C1908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rPrChange w:id="32" w:author="Jiang, Xia" w:date="2021-06-06T09:47:00Z">
            <w:rPr/>
          </w:rPrChange>
        </w:rPr>
        <w:pPrChange w:id="33" w:author="Jiang, Xia" w:date="2021-06-06T09:47:00Z">
          <w:pPr>
            <w:ind w:left="720" w:hanging="360"/>
          </w:pPr>
        </w:pPrChange>
      </w:pPr>
      <w:ins w:id="34" w:author="Jiang, Xia" w:date="2021-06-06T09:47:00Z">
        <w:r>
          <w:rPr>
            <w:b/>
            <w:bCs/>
            <w:sz w:val="28"/>
            <w:szCs w:val="28"/>
          </w:rPr>
          <w:t>Upgrade two servers (</w:t>
        </w:r>
        <w:bookmarkStart w:id="35" w:name="OLE_LINK1"/>
        <w:r>
          <w:rPr>
            <w:b/>
            <w:bCs/>
            <w:sz w:val="28"/>
            <w:szCs w:val="28"/>
          </w:rPr>
          <w:t>dbgap and dbgap2</w:t>
        </w:r>
        <w:bookmarkEnd w:id="35"/>
        <w:r>
          <w:rPr>
            <w:b/>
            <w:bCs/>
            <w:sz w:val="28"/>
            <w:szCs w:val="28"/>
          </w:rPr>
          <w:t>)</w:t>
        </w:r>
      </w:ins>
    </w:p>
    <w:p w14:paraId="7202BB5A" w14:textId="573BEFF0" w:rsidR="00A34745" w:rsidRPr="00426ACD" w:rsidDel="005C1908" w:rsidRDefault="00426ACD" w:rsidP="00426ACD">
      <w:pPr>
        <w:pStyle w:val="ListParagraph"/>
        <w:numPr>
          <w:ilvl w:val="0"/>
          <w:numId w:val="5"/>
        </w:numPr>
        <w:rPr>
          <w:moveFrom w:id="36" w:author="Jiang, Xia" w:date="2021-06-06T09:46:00Z"/>
          <w:b/>
          <w:bCs/>
          <w:sz w:val="28"/>
          <w:szCs w:val="28"/>
        </w:rPr>
      </w:pPr>
      <w:moveFromRangeStart w:id="37" w:author="Jiang, Xia" w:date="2021-06-06T09:46:00Z" w:name="move73865210"/>
      <w:moveFrom w:id="38" w:author="Jiang, Xia" w:date="2021-06-06T09:46:00Z">
        <w:r w:rsidDel="005C1908">
          <w:rPr>
            <w:b/>
            <w:bCs/>
            <w:sz w:val="28"/>
            <w:szCs w:val="28"/>
          </w:rPr>
          <w:t>Added more conversations to make chatbot become clever</w:t>
        </w:r>
      </w:moveFrom>
    </w:p>
    <w:moveFromRangeEnd w:id="37"/>
    <w:p w14:paraId="2048C5B8" w14:textId="78D9DB8A" w:rsidR="00A34745" w:rsidRDefault="006601F1" w:rsidP="00A34745">
      <w:pPr>
        <w:ind w:left="720" w:hanging="360"/>
        <w:rPr>
          <w:ins w:id="39" w:author="Jiang, Xia" w:date="2021-06-06T09:53:00Z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Specific</w:t>
      </w:r>
      <w:r w:rsidR="001B6DB7" w:rsidRPr="006601F1">
        <w:rPr>
          <w:b/>
          <w:bCs/>
          <w:sz w:val="28"/>
          <w:szCs w:val="28"/>
        </w:rPr>
        <w:t xml:space="preserve"> tasks</w:t>
      </w:r>
      <w:r w:rsidR="00A34745" w:rsidRPr="006601F1">
        <w:rPr>
          <w:b/>
          <w:bCs/>
          <w:sz w:val="28"/>
          <w:szCs w:val="28"/>
        </w:rPr>
        <w:t xml:space="preserve"> for the coming week</w:t>
      </w:r>
    </w:p>
    <w:p w14:paraId="4F118B01" w14:textId="0847A871" w:rsidR="00AD1C65" w:rsidRDefault="00AD1C65">
      <w:pPr>
        <w:pStyle w:val="ListParagraph"/>
        <w:numPr>
          <w:ilvl w:val="0"/>
          <w:numId w:val="5"/>
        </w:numPr>
        <w:rPr>
          <w:ins w:id="40" w:author="Xu, Chuhan" w:date="2021-06-07T16:44:00Z"/>
          <w:b/>
          <w:bCs/>
          <w:sz w:val="28"/>
          <w:szCs w:val="28"/>
        </w:rPr>
      </w:pPr>
      <w:ins w:id="41" w:author="Jiang, Xia" w:date="2021-06-06T09:55:00Z">
        <w:r>
          <w:rPr>
            <w:b/>
            <w:bCs/>
            <w:sz w:val="28"/>
            <w:szCs w:val="28"/>
          </w:rPr>
          <w:lastRenderedPageBreak/>
          <w:t>Input and o</w:t>
        </w:r>
      </w:ins>
      <w:ins w:id="42" w:author="Jiang, Xia" w:date="2021-06-06T09:54:00Z">
        <w:r>
          <w:rPr>
            <w:b/>
            <w:bCs/>
            <w:sz w:val="28"/>
            <w:szCs w:val="28"/>
          </w:rPr>
          <w:t xml:space="preserve">rganize </w:t>
        </w:r>
      </w:ins>
      <w:ins w:id="43" w:author="Jiang, Xia" w:date="2021-06-06T09:55:00Z">
        <w:r>
          <w:rPr>
            <w:b/>
            <w:bCs/>
            <w:sz w:val="28"/>
            <w:szCs w:val="28"/>
          </w:rPr>
          <w:t>the re</w:t>
        </w:r>
      </w:ins>
      <w:ins w:id="44" w:author="Jiang, Xia" w:date="2021-06-06T09:54:00Z">
        <w:r>
          <w:rPr>
            <w:b/>
            <w:bCs/>
            <w:sz w:val="28"/>
            <w:szCs w:val="28"/>
          </w:rPr>
          <w:t>ferences and</w:t>
        </w:r>
      </w:ins>
      <w:ins w:id="45" w:author="Jiang, Xia" w:date="2021-06-06T09:55:00Z">
        <w:r>
          <w:rPr>
            <w:b/>
            <w:bCs/>
            <w:sz w:val="28"/>
            <w:szCs w:val="28"/>
          </w:rPr>
          <w:t xml:space="preserve"> literature that you previously found</w:t>
        </w:r>
      </w:ins>
      <w:ins w:id="46" w:author="Jiang, Xia" w:date="2021-06-06T09:56:00Z">
        <w:r>
          <w:rPr>
            <w:b/>
            <w:bCs/>
            <w:sz w:val="28"/>
            <w:szCs w:val="28"/>
          </w:rPr>
          <w:t>.</w:t>
        </w:r>
      </w:ins>
      <w:ins w:id="47" w:author="Jiang, Xia" w:date="2021-06-06T10:06:00Z">
        <w:r w:rsidR="0040753B">
          <w:rPr>
            <w:b/>
            <w:bCs/>
            <w:sz w:val="28"/>
            <w:szCs w:val="28"/>
          </w:rPr>
          <w:t xml:space="preserve"> Need to</w:t>
        </w:r>
      </w:ins>
      <w:ins w:id="48" w:author="Jiang, Xia" w:date="2021-06-06T10:07:00Z">
        <w:r w:rsidR="0040753B">
          <w:rPr>
            <w:b/>
            <w:bCs/>
            <w:sz w:val="28"/>
            <w:szCs w:val="28"/>
          </w:rPr>
          <w:t xml:space="preserve"> have this done ASAP. I have already</w:t>
        </w:r>
      </w:ins>
      <w:ins w:id="49" w:author="Jiang, Xia" w:date="2021-06-06T10:08:00Z">
        <w:r w:rsidR="0040753B">
          <w:rPr>
            <w:b/>
            <w:bCs/>
            <w:sz w:val="28"/>
            <w:szCs w:val="28"/>
          </w:rPr>
          <w:t xml:space="preserve"> added</w:t>
        </w:r>
      </w:ins>
      <w:ins w:id="50" w:author="Jiang, Xia" w:date="2021-06-06T10:07:00Z">
        <w:r w:rsidR="0040753B">
          <w:rPr>
            <w:b/>
            <w:bCs/>
            <w:sz w:val="28"/>
            <w:szCs w:val="28"/>
          </w:rPr>
          <w:t xml:space="preserve"> a bunch of references </w:t>
        </w:r>
      </w:ins>
      <w:ins w:id="51" w:author="Jiang, Xia" w:date="2021-06-06T10:08:00Z">
        <w:r w:rsidR="0040753B">
          <w:rPr>
            <w:b/>
            <w:bCs/>
            <w:sz w:val="28"/>
            <w:szCs w:val="28"/>
          </w:rPr>
          <w:t>in the collaborative groups, which can serve as example</w:t>
        </w:r>
      </w:ins>
      <w:ins w:id="52" w:author="Jiang, Xia" w:date="2021-06-06T10:09:00Z">
        <w:r w:rsidR="0040753B">
          <w:rPr>
            <w:b/>
            <w:bCs/>
            <w:sz w:val="28"/>
            <w:szCs w:val="28"/>
          </w:rPr>
          <w:t>s.</w:t>
        </w:r>
      </w:ins>
    </w:p>
    <w:p w14:paraId="4015AA4D" w14:textId="521E51CE" w:rsidR="006731AF" w:rsidRPr="006731AF" w:rsidRDefault="006731AF">
      <w:pPr>
        <w:pStyle w:val="ListParagraph"/>
        <w:rPr>
          <w:b/>
          <w:bCs/>
          <w:color w:val="FF0000"/>
          <w:sz w:val="28"/>
          <w:szCs w:val="28"/>
          <w:rPrChange w:id="53" w:author="Xu, Chuhan" w:date="2021-06-07T16:45:00Z">
            <w:rPr/>
          </w:rPrChange>
        </w:rPr>
        <w:pPrChange w:id="54" w:author="Xu, Chuhan" w:date="2021-06-07T16:44:00Z">
          <w:pPr>
            <w:ind w:left="720" w:hanging="360"/>
          </w:pPr>
        </w:pPrChange>
      </w:pPr>
      <w:ins w:id="55" w:author="Xu, Chuhan" w:date="2021-06-07T16:44:00Z">
        <w:r w:rsidRPr="006731AF">
          <w:rPr>
            <w:b/>
            <w:bCs/>
            <w:color w:val="FF0000"/>
            <w:sz w:val="28"/>
            <w:szCs w:val="28"/>
            <w:rPrChange w:id="56" w:author="Xu, Chuhan" w:date="2021-06-07T16:45:00Z">
              <w:rPr>
                <w:b/>
                <w:bCs/>
                <w:sz w:val="28"/>
                <w:szCs w:val="28"/>
              </w:rPr>
            </w:rPrChange>
          </w:rPr>
          <w:t>D</w:t>
        </w:r>
      </w:ins>
      <w:ins w:id="57" w:author="Xu, Chuhan" w:date="2021-06-07T16:45:00Z">
        <w:r w:rsidRPr="006731AF">
          <w:rPr>
            <w:b/>
            <w:bCs/>
            <w:color w:val="FF0000"/>
            <w:sz w:val="28"/>
            <w:szCs w:val="28"/>
            <w:rPrChange w:id="58" w:author="Xu, Chuhan" w:date="2021-06-07T16:45:00Z">
              <w:rPr>
                <w:b/>
                <w:bCs/>
                <w:sz w:val="28"/>
                <w:szCs w:val="28"/>
              </w:rPr>
            </w:rPrChange>
          </w:rPr>
          <w:t>one</w:t>
        </w:r>
      </w:ins>
    </w:p>
    <w:p w14:paraId="3170A779" w14:textId="4E358ADC" w:rsidR="005C1908" w:rsidRDefault="005C1908" w:rsidP="005C1908">
      <w:pPr>
        <w:pStyle w:val="ListParagraph"/>
        <w:numPr>
          <w:ilvl w:val="0"/>
          <w:numId w:val="5"/>
        </w:numPr>
        <w:rPr>
          <w:ins w:id="59" w:author="Xu, Chuhan" w:date="2021-06-08T10:15:00Z"/>
          <w:b/>
          <w:bCs/>
          <w:sz w:val="28"/>
          <w:szCs w:val="28"/>
        </w:rPr>
      </w:pPr>
      <w:moveToRangeStart w:id="60" w:author="Jiang, Xia" w:date="2021-06-06T09:46:00Z" w:name="move73865210"/>
      <w:moveTo w:id="61" w:author="Jiang, Xia" w:date="2021-06-06T09:46:00Z">
        <w:r>
          <w:rPr>
            <w:b/>
            <w:bCs/>
            <w:sz w:val="28"/>
            <w:szCs w:val="28"/>
          </w:rPr>
          <w:t xml:space="preserve">Added more </w:t>
        </w:r>
      </w:moveTo>
      <w:ins w:id="62" w:author="Jiang, Xia" w:date="2021-06-06T09:50:00Z">
        <w:r w:rsidR="00AD1C65">
          <w:rPr>
            <w:b/>
            <w:bCs/>
            <w:sz w:val="28"/>
            <w:szCs w:val="28"/>
          </w:rPr>
          <w:t xml:space="preserve">voice </w:t>
        </w:r>
      </w:ins>
      <w:moveTo w:id="63" w:author="Jiang, Xia" w:date="2021-06-06T09:46:00Z">
        <w:r>
          <w:rPr>
            <w:b/>
            <w:bCs/>
            <w:sz w:val="28"/>
            <w:szCs w:val="28"/>
          </w:rPr>
          <w:t>conversations to make chatbot become clever</w:t>
        </w:r>
      </w:moveTo>
    </w:p>
    <w:p w14:paraId="771D097D" w14:textId="47720EDA" w:rsidR="00A01986" w:rsidRDefault="00A01986" w:rsidP="00A01986">
      <w:pPr>
        <w:pStyle w:val="ListParagraph"/>
        <w:rPr>
          <w:ins w:id="64" w:author="Xu, Chuhan" w:date="2021-06-08T10:15:00Z"/>
          <w:b/>
          <w:bCs/>
          <w:color w:val="FF0000"/>
          <w:sz w:val="28"/>
          <w:szCs w:val="28"/>
        </w:rPr>
      </w:pPr>
      <w:ins w:id="65" w:author="Xu, Chuhan" w:date="2021-06-08T10:15:00Z">
        <w:r w:rsidRPr="00A01986">
          <w:rPr>
            <w:b/>
            <w:bCs/>
            <w:color w:val="FF0000"/>
            <w:sz w:val="28"/>
            <w:szCs w:val="28"/>
            <w:rPrChange w:id="66" w:author="Xu, Chuhan" w:date="2021-06-08T10:15:00Z">
              <w:rPr>
                <w:b/>
                <w:bCs/>
                <w:sz w:val="28"/>
                <w:szCs w:val="28"/>
              </w:rPr>
            </w:rPrChange>
          </w:rPr>
          <w:t>I added some conversations according to this website</w:t>
        </w:r>
      </w:ins>
    </w:p>
    <w:p w14:paraId="7DB09A22" w14:textId="5CA48FF0" w:rsidR="00A01986" w:rsidRDefault="00A01986" w:rsidP="00A01986">
      <w:pPr>
        <w:pStyle w:val="ListParagraph"/>
        <w:rPr>
          <w:ins w:id="67" w:author="Xu, Chuhan" w:date="2021-06-08T10:16:00Z"/>
          <w:b/>
          <w:bCs/>
          <w:color w:val="FF0000"/>
          <w:sz w:val="28"/>
          <w:szCs w:val="28"/>
        </w:rPr>
      </w:pPr>
      <w:ins w:id="68" w:author="Xu, Chuhan" w:date="2021-06-08T10:16:00Z">
        <w:r>
          <w:rPr>
            <w:b/>
            <w:bCs/>
            <w:color w:val="FF0000"/>
            <w:sz w:val="28"/>
            <w:szCs w:val="28"/>
          </w:rPr>
          <w:fldChar w:fldCharType="begin"/>
        </w:r>
        <w:r>
          <w:rPr>
            <w:b/>
            <w:bCs/>
            <w:color w:val="FF0000"/>
            <w:sz w:val="28"/>
            <w:szCs w:val="28"/>
          </w:rPr>
          <w:instrText xml:space="preserve"> HYPERLINK "</w:instrText>
        </w:r>
        <w:r w:rsidRPr="00A01986">
          <w:rPr>
            <w:b/>
            <w:bCs/>
            <w:color w:val="FF0000"/>
            <w:sz w:val="28"/>
            <w:szCs w:val="28"/>
          </w:rPr>
          <w:instrText>https://www.cancer.org/cancer/breast-cancer/understanding-a-breast-cancer-diagnosis/questions-to-ask-your-doctor-about-breast-cancer.html</w:instrText>
        </w:r>
        <w:r>
          <w:rPr>
            <w:b/>
            <w:bCs/>
            <w:color w:val="FF0000"/>
            <w:sz w:val="28"/>
            <w:szCs w:val="28"/>
          </w:rPr>
          <w:instrText xml:space="preserve">" </w:instrText>
        </w:r>
        <w:r>
          <w:rPr>
            <w:b/>
            <w:bCs/>
            <w:color w:val="FF0000"/>
            <w:sz w:val="28"/>
            <w:szCs w:val="28"/>
          </w:rPr>
          <w:fldChar w:fldCharType="separate"/>
        </w:r>
        <w:r w:rsidRPr="00120572">
          <w:rPr>
            <w:rStyle w:val="Hyperlink"/>
            <w:b/>
            <w:bCs/>
            <w:sz w:val="28"/>
            <w:szCs w:val="28"/>
          </w:rPr>
          <w:t>https://www.cancer.org/cancer/breast-cancer/understanding-a-breast-cancer-diagnosis/questions-to-ask-your-doctor-about-breast-cancer.html</w:t>
        </w:r>
        <w:r>
          <w:rPr>
            <w:b/>
            <w:bCs/>
            <w:color w:val="FF0000"/>
            <w:sz w:val="28"/>
            <w:szCs w:val="28"/>
          </w:rPr>
          <w:fldChar w:fldCharType="end"/>
        </w:r>
      </w:ins>
    </w:p>
    <w:p w14:paraId="3175EE40" w14:textId="77777777" w:rsidR="00A01986" w:rsidRPr="00A01986" w:rsidRDefault="00A01986">
      <w:pPr>
        <w:pStyle w:val="ListParagraph"/>
        <w:rPr>
          <w:moveTo w:id="69" w:author="Jiang, Xia" w:date="2021-06-06T09:46:00Z"/>
          <w:b/>
          <w:bCs/>
          <w:color w:val="FF0000"/>
          <w:sz w:val="28"/>
          <w:szCs w:val="28"/>
          <w:rPrChange w:id="70" w:author="Xu, Chuhan" w:date="2021-06-08T10:15:00Z">
            <w:rPr>
              <w:moveTo w:id="71" w:author="Jiang, Xia" w:date="2021-06-06T09:46:00Z"/>
              <w:b/>
              <w:bCs/>
              <w:sz w:val="28"/>
              <w:szCs w:val="28"/>
            </w:rPr>
          </w:rPrChange>
        </w:rPr>
        <w:pPrChange w:id="72" w:author="Xu, Chuhan" w:date="2021-06-08T10:15:00Z">
          <w:pPr>
            <w:pStyle w:val="ListParagraph"/>
            <w:numPr>
              <w:numId w:val="5"/>
            </w:numPr>
            <w:ind w:hanging="360"/>
          </w:pPr>
        </w:pPrChange>
      </w:pPr>
    </w:p>
    <w:moveToRangeEnd w:id="60"/>
    <w:p w14:paraId="192A0147" w14:textId="76BA8766" w:rsidR="00622F54" w:rsidRDefault="00AD1C65" w:rsidP="00AD1C65">
      <w:pPr>
        <w:pStyle w:val="ListParagraph"/>
        <w:numPr>
          <w:ilvl w:val="0"/>
          <w:numId w:val="5"/>
        </w:numPr>
        <w:rPr>
          <w:ins w:id="73" w:author="Xu, Chuhan" w:date="2021-06-09T14:37:00Z"/>
          <w:b/>
          <w:bCs/>
          <w:sz w:val="28"/>
          <w:szCs w:val="28"/>
        </w:rPr>
      </w:pPr>
      <w:ins w:id="74" w:author="Jiang, Xia" w:date="2021-06-06T09:50:00Z">
        <w:r>
          <w:rPr>
            <w:b/>
            <w:bCs/>
            <w:sz w:val="28"/>
            <w:szCs w:val="28"/>
          </w:rPr>
          <w:t xml:space="preserve">Optimize </w:t>
        </w:r>
      </w:ins>
      <w:ins w:id="75" w:author="Jiang, Xia" w:date="2021-06-06T09:51:00Z">
        <w:r>
          <w:rPr>
            <w:b/>
            <w:bCs/>
            <w:sz w:val="28"/>
            <w:szCs w:val="28"/>
          </w:rPr>
          <w:t xml:space="preserve">the performance of </w:t>
        </w:r>
      </w:ins>
      <w:ins w:id="76" w:author="Jiang, Xia" w:date="2021-06-06T09:50:00Z">
        <w:r>
          <w:rPr>
            <w:b/>
            <w:bCs/>
            <w:sz w:val="28"/>
            <w:szCs w:val="28"/>
          </w:rPr>
          <w:t>the texting conversation</w:t>
        </w:r>
      </w:ins>
      <w:ins w:id="77" w:author="Jiang, Xia" w:date="2021-06-06T09:51:00Z">
        <w:r>
          <w:rPr>
            <w:b/>
            <w:bCs/>
            <w:sz w:val="28"/>
            <w:szCs w:val="28"/>
          </w:rPr>
          <w:t>, which currently can’t even carry on</w:t>
        </w:r>
      </w:ins>
      <w:ins w:id="78" w:author="Jiang, Xia" w:date="2021-06-06T09:52:00Z">
        <w:r>
          <w:rPr>
            <w:b/>
            <w:bCs/>
            <w:sz w:val="28"/>
            <w:szCs w:val="28"/>
          </w:rPr>
          <w:t xml:space="preserve"> more than a couple of sensible message exchanges. </w:t>
        </w:r>
      </w:ins>
      <w:ins w:id="79" w:author="Jiang, Xia" w:date="2021-06-06T09:53:00Z">
        <w:r>
          <w:rPr>
            <w:b/>
            <w:bCs/>
            <w:sz w:val="28"/>
            <w:szCs w:val="28"/>
          </w:rPr>
          <w:t>(See my comments</w:t>
        </w:r>
      </w:ins>
      <w:ins w:id="80" w:author="Jiang, Xia" w:date="2021-06-06T09:59:00Z">
        <w:r>
          <w:rPr>
            <w:b/>
            <w:bCs/>
            <w:sz w:val="28"/>
            <w:szCs w:val="28"/>
          </w:rPr>
          <w:t xml:space="preserve"> above</w:t>
        </w:r>
      </w:ins>
      <w:ins w:id="81" w:author="Jiang, Xia" w:date="2021-06-06T09:53:00Z">
        <w:r>
          <w:rPr>
            <w:b/>
            <w:bCs/>
            <w:sz w:val="28"/>
            <w:szCs w:val="28"/>
          </w:rPr>
          <w:t>).</w:t>
        </w:r>
      </w:ins>
      <w:ins w:id="82" w:author="Jiang, Xia" w:date="2021-06-06T09:51:00Z">
        <w:r>
          <w:rPr>
            <w:b/>
            <w:bCs/>
            <w:sz w:val="28"/>
            <w:szCs w:val="28"/>
          </w:rPr>
          <w:t xml:space="preserve"> </w:t>
        </w:r>
      </w:ins>
      <w:ins w:id="83" w:author="Jiang, Xia" w:date="2021-06-06T10:02:00Z">
        <w:r w:rsidR="0040753B">
          <w:rPr>
            <w:b/>
            <w:bCs/>
            <w:sz w:val="28"/>
            <w:szCs w:val="28"/>
          </w:rPr>
          <w:t xml:space="preserve"> </w:t>
        </w:r>
      </w:ins>
    </w:p>
    <w:p w14:paraId="6CE952D5" w14:textId="18EB88D3" w:rsidR="00F673FF" w:rsidRDefault="00F673FF" w:rsidP="00F673FF">
      <w:pPr>
        <w:pStyle w:val="ListParagraph"/>
        <w:rPr>
          <w:ins w:id="84" w:author="Xu, Chuhan" w:date="2021-06-09T14:50:00Z"/>
          <w:b/>
          <w:bCs/>
          <w:color w:val="FF0000"/>
          <w:sz w:val="28"/>
          <w:szCs w:val="28"/>
        </w:rPr>
      </w:pPr>
      <w:ins w:id="85" w:author="Xu, Chuhan" w:date="2021-06-09T14:44:00Z">
        <w:r w:rsidRPr="00E311BD">
          <w:rPr>
            <w:b/>
            <w:bCs/>
            <w:color w:val="FF0000"/>
            <w:sz w:val="28"/>
            <w:szCs w:val="28"/>
            <w:rPrChange w:id="86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 xml:space="preserve">I tried to achieve two ways, </w:t>
        </w:r>
      </w:ins>
      <w:ins w:id="87" w:author="Xu, Chuhan" w:date="2021-06-09T14:45:00Z">
        <w:r w:rsidR="00E311BD" w:rsidRPr="00E311BD">
          <w:rPr>
            <w:b/>
            <w:bCs/>
            <w:color w:val="FF0000"/>
            <w:sz w:val="28"/>
            <w:szCs w:val="28"/>
            <w:rPrChange w:id="88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 xml:space="preserve">click the button or text answer, but if I just </w:t>
        </w:r>
      </w:ins>
      <w:ins w:id="89" w:author="Xu, Chuhan" w:date="2021-06-09T14:48:00Z">
        <w:r w:rsidR="00E311BD" w:rsidRPr="00E311BD">
          <w:rPr>
            <w:b/>
            <w:bCs/>
            <w:color w:val="FF0000"/>
            <w:sz w:val="28"/>
            <w:szCs w:val="28"/>
            <w:rPrChange w:id="90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>text</w:t>
        </w:r>
      </w:ins>
      <w:ins w:id="91" w:author="Xu, Chuhan" w:date="2021-06-09T14:45:00Z">
        <w:r w:rsidR="00E311BD" w:rsidRPr="00E311BD">
          <w:rPr>
            <w:b/>
            <w:bCs/>
            <w:color w:val="FF0000"/>
            <w:sz w:val="28"/>
            <w:szCs w:val="28"/>
            <w:rPrChange w:id="92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 xml:space="preserve"> 5 year, th</w:t>
        </w:r>
      </w:ins>
      <w:ins w:id="93" w:author="Xu, Chuhan" w:date="2021-06-09T14:46:00Z">
        <w:r w:rsidR="00E311BD" w:rsidRPr="00E311BD">
          <w:rPr>
            <w:b/>
            <w:bCs/>
            <w:color w:val="FF0000"/>
            <w:sz w:val="28"/>
            <w:szCs w:val="28"/>
            <w:rPrChange w:id="94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 xml:space="preserve">e robot will use their own package to </w:t>
        </w:r>
      </w:ins>
      <w:ins w:id="95" w:author="Xu, Chuhan" w:date="2021-06-09T14:47:00Z">
        <w:r w:rsidR="00E311BD" w:rsidRPr="00E311BD">
          <w:rPr>
            <w:b/>
            <w:bCs/>
            <w:color w:val="FF0000"/>
            <w:sz w:val="28"/>
            <w:szCs w:val="28"/>
            <w:rPrChange w:id="96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 xml:space="preserve">analyze it and give related answers. So </w:t>
        </w:r>
      </w:ins>
      <w:ins w:id="97" w:author="Xu, Chuhan" w:date="2021-06-09T14:48:00Z">
        <w:r w:rsidR="00E311BD" w:rsidRPr="00E311BD">
          <w:rPr>
            <w:b/>
            <w:bCs/>
            <w:color w:val="FF0000"/>
            <w:sz w:val="28"/>
            <w:szCs w:val="28"/>
            <w:rPrChange w:id="98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>I added (please click the button) for ever</w:t>
        </w:r>
      </w:ins>
      <w:ins w:id="99" w:author="Xu, Chuhan" w:date="2021-06-09T14:49:00Z">
        <w:r w:rsidR="00E311BD" w:rsidRPr="00E311BD">
          <w:rPr>
            <w:b/>
            <w:bCs/>
            <w:color w:val="FF0000"/>
            <w:sz w:val="28"/>
            <w:szCs w:val="28"/>
            <w:rPrChange w:id="100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>y button conversation to remind users to</w:t>
        </w:r>
      </w:ins>
      <w:ins w:id="101" w:author="Xu, Chuhan" w:date="2021-06-09T14:50:00Z">
        <w:r w:rsidR="00E311BD" w:rsidRPr="00E311BD">
          <w:rPr>
            <w:b/>
            <w:bCs/>
            <w:color w:val="FF0000"/>
            <w:sz w:val="28"/>
            <w:szCs w:val="28"/>
            <w:rPrChange w:id="102" w:author="Xu, Chuhan" w:date="2021-06-09T14:50:00Z">
              <w:rPr>
                <w:b/>
                <w:bCs/>
                <w:sz w:val="28"/>
                <w:szCs w:val="28"/>
              </w:rPr>
            </w:rPrChange>
          </w:rPr>
          <w:t xml:space="preserve"> click instead of texting</w:t>
        </w:r>
      </w:ins>
    </w:p>
    <w:p w14:paraId="1EECB33D" w14:textId="0F9CA5BC" w:rsidR="00E311BD" w:rsidRPr="00E311BD" w:rsidRDefault="00E311BD" w:rsidP="00F673FF">
      <w:pPr>
        <w:pStyle w:val="ListParagraph"/>
        <w:rPr>
          <w:ins w:id="103" w:author="Jiang, Xia" w:date="2021-06-06T10:01:00Z"/>
          <w:b/>
          <w:bCs/>
          <w:color w:val="FF0000"/>
          <w:sz w:val="28"/>
          <w:szCs w:val="28"/>
          <w:rPrChange w:id="104" w:author="Xu, Chuhan" w:date="2021-06-09T14:50:00Z">
            <w:rPr>
              <w:ins w:id="105" w:author="Jiang, Xia" w:date="2021-06-06T10:01:00Z"/>
              <w:b/>
              <w:bCs/>
              <w:sz w:val="28"/>
              <w:szCs w:val="28"/>
            </w:rPr>
          </w:rPrChange>
        </w:rPr>
        <w:pPrChange w:id="106" w:author="Xu, Chuhan" w:date="2021-06-09T14:37:00Z">
          <w:pPr>
            <w:pStyle w:val="ListParagraph"/>
            <w:numPr>
              <w:numId w:val="5"/>
            </w:numPr>
            <w:ind w:hanging="360"/>
          </w:pPr>
        </w:pPrChange>
      </w:pPr>
      <w:ins w:id="107" w:author="Xu, Chuhan" w:date="2021-06-09T14:50:00Z">
        <w:r>
          <w:rPr>
            <w:noProof/>
          </w:rPr>
          <w:drawing>
            <wp:inline distT="0" distB="0" distL="0" distR="0" wp14:anchorId="078EC9BC" wp14:editId="5E9D55A9">
              <wp:extent cx="5943600" cy="3400425"/>
              <wp:effectExtent l="0" t="0" r="0" b="9525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400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99E877" w14:textId="0B57B0FF" w:rsidR="0040753B" w:rsidRDefault="0040753B" w:rsidP="00AD1C65">
      <w:pPr>
        <w:pStyle w:val="ListParagraph"/>
        <w:numPr>
          <w:ilvl w:val="0"/>
          <w:numId w:val="5"/>
        </w:numPr>
        <w:rPr>
          <w:ins w:id="108" w:author="Xu, Chuhan" w:date="2021-06-09T14:36:00Z"/>
          <w:b/>
          <w:bCs/>
          <w:sz w:val="28"/>
          <w:szCs w:val="28"/>
        </w:rPr>
      </w:pPr>
      <w:ins w:id="109" w:author="Jiang, Xia" w:date="2021-06-06T10:01:00Z">
        <w:r>
          <w:rPr>
            <w:b/>
            <w:bCs/>
            <w:sz w:val="28"/>
            <w:szCs w:val="28"/>
          </w:rPr>
          <w:t>M</w:t>
        </w:r>
      </w:ins>
      <w:ins w:id="110" w:author="Jiang, Xia" w:date="2021-06-06T10:02:00Z">
        <w:r>
          <w:rPr>
            <w:b/>
            <w:bCs/>
            <w:sz w:val="28"/>
            <w:szCs w:val="28"/>
          </w:rPr>
          <w:t>ethod for deploying the tool. Meaning, how would we let  common user to</w:t>
        </w:r>
      </w:ins>
      <w:ins w:id="111" w:author="Jiang, Xia" w:date="2021-06-06T10:04:00Z">
        <w:r>
          <w:rPr>
            <w:b/>
            <w:bCs/>
            <w:sz w:val="28"/>
            <w:szCs w:val="28"/>
          </w:rPr>
          <w:t xml:space="preserve"> </w:t>
        </w:r>
      </w:ins>
      <w:ins w:id="112" w:author="Jiang, Xia" w:date="2021-06-06T10:02:00Z">
        <w:r>
          <w:rPr>
            <w:b/>
            <w:bCs/>
            <w:sz w:val="28"/>
            <w:szCs w:val="28"/>
          </w:rPr>
          <w:t xml:space="preserve">start and run the </w:t>
        </w:r>
      </w:ins>
      <w:ins w:id="113" w:author="Jiang, Xia" w:date="2021-06-06T10:03:00Z">
        <w:r>
          <w:rPr>
            <w:b/>
            <w:bCs/>
            <w:sz w:val="28"/>
            <w:szCs w:val="28"/>
          </w:rPr>
          <w:t xml:space="preserve">tool. We can’t expect that </w:t>
        </w:r>
      </w:ins>
      <w:ins w:id="114" w:author="Jiang, Xia" w:date="2021-06-06T10:04:00Z">
        <w:r>
          <w:rPr>
            <w:b/>
            <w:bCs/>
            <w:sz w:val="28"/>
            <w:szCs w:val="28"/>
          </w:rPr>
          <w:t xml:space="preserve">a </w:t>
        </w:r>
      </w:ins>
      <w:ins w:id="115" w:author="Jiang, Xia" w:date="2021-06-06T10:03:00Z">
        <w:r>
          <w:rPr>
            <w:b/>
            <w:bCs/>
            <w:sz w:val="28"/>
            <w:szCs w:val="28"/>
          </w:rPr>
          <w:t>user know</w:t>
        </w:r>
      </w:ins>
      <w:ins w:id="116" w:author="Jiang, Xia" w:date="2021-06-06T10:04:00Z">
        <w:r>
          <w:rPr>
            <w:b/>
            <w:bCs/>
            <w:sz w:val="28"/>
            <w:szCs w:val="28"/>
          </w:rPr>
          <w:t xml:space="preserve">s how to </w:t>
        </w:r>
      </w:ins>
      <w:ins w:id="117" w:author="Jiang, Xia" w:date="2021-06-06T10:05:00Z">
        <w:r>
          <w:rPr>
            <w:b/>
            <w:bCs/>
            <w:sz w:val="28"/>
            <w:szCs w:val="28"/>
          </w:rPr>
          <w:t>install and run python packages.</w:t>
        </w:r>
      </w:ins>
    </w:p>
    <w:p w14:paraId="3E2DE43A" w14:textId="445B1ED4" w:rsidR="00F673FF" w:rsidRPr="00F673FF" w:rsidRDefault="00F673FF" w:rsidP="00F673FF">
      <w:pPr>
        <w:pStyle w:val="ListParagraph"/>
        <w:rPr>
          <w:ins w:id="118" w:author="Jiang, Xia" w:date="2021-06-06T09:56:00Z"/>
          <w:rFonts w:hint="eastAsia"/>
          <w:b/>
          <w:bCs/>
          <w:color w:val="FF0000"/>
          <w:sz w:val="28"/>
          <w:szCs w:val="28"/>
          <w:rPrChange w:id="119" w:author="Xu, Chuhan" w:date="2021-06-09T14:37:00Z">
            <w:rPr>
              <w:ins w:id="120" w:author="Jiang, Xia" w:date="2021-06-06T09:56:00Z"/>
              <w:rFonts w:hint="eastAsia"/>
              <w:b/>
              <w:bCs/>
              <w:sz w:val="28"/>
              <w:szCs w:val="28"/>
            </w:rPr>
          </w:rPrChange>
        </w:rPr>
        <w:pPrChange w:id="121" w:author="Xu, Chuhan" w:date="2021-06-09T14:36:00Z">
          <w:pPr>
            <w:pStyle w:val="ListParagraph"/>
            <w:numPr>
              <w:numId w:val="5"/>
            </w:numPr>
            <w:ind w:hanging="360"/>
          </w:pPr>
        </w:pPrChange>
      </w:pPr>
      <w:ins w:id="122" w:author="Xu, Chuhan" w:date="2021-06-09T14:36:00Z">
        <w:r w:rsidRPr="00F673FF">
          <w:rPr>
            <w:b/>
            <w:bCs/>
            <w:color w:val="FF0000"/>
            <w:sz w:val="28"/>
            <w:szCs w:val="28"/>
            <w:rPrChange w:id="123" w:author="Xu, Chuhan" w:date="2021-06-09T14:37:00Z">
              <w:rPr>
                <w:b/>
                <w:bCs/>
                <w:sz w:val="28"/>
                <w:szCs w:val="28"/>
              </w:rPr>
            </w:rPrChange>
          </w:rPr>
          <w:lastRenderedPageBreak/>
          <w:t>W</w:t>
        </w:r>
        <w:r w:rsidRPr="00F673FF">
          <w:rPr>
            <w:rFonts w:hint="eastAsia"/>
            <w:b/>
            <w:bCs/>
            <w:color w:val="FF0000"/>
            <w:sz w:val="28"/>
            <w:szCs w:val="28"/>
            <w:rPrChange w:id="124" w:author="Xu, Chuhan" w:date="2021-06-09T14:37:00Z">
              <w:rPr>
                <w:rFonts w:hint="eastAsia"/>
                <w:b/>
                <w:bCs/>
                <w:sz w:val="28"/>
                <w:szCs w:val="28"/>
              </w:rPr>
            </w:rPrChange>
          </w:rPr>
          <w:t>e</w:t>
        </w:r>
        <w:r w:rsidRPr="00F673FF">
          <w:rPr>
            <w:b/>
            <w:bCs/>
            <w:color w:val="FF0000"/>
            <w:sz w:val="28"/>
            <w:szCs w:val="28"/>
            <w:rPrChange w:id="125" w:author="Xu, Chuhan" w:date="2021-06-09T14:37:00Z">
              <w:rPr>
                <w:b/>
                <w:bCs/>
                <w:sz w:val="28"/>
                <w:szCs w:val="28"/>
              </w:rPr>
            </w:rPrChange>
          </w:rPr>
          <w:t xml:space="preserve"> can deploy our project to our server then buy a domain, so the users can get a</w:t>
        </w:r>
      </w:ins>
      <w:ins w:id="126" w:author="Xu, Chuhan" w:date="2021-06-09T14:37:00Z">
        <w:r w:rsidRPr="00F673FF">
          <w:rPr>
            <w:b/>
            <w:bCs/>
            <w:color w:val="FF0000"/>
            <w:sz w:val="28"/>
            <w:szCs w:val="28"/>
            <w:rPrChange w:id="127" w:author="Xu, Chuhan" w:date="2021-06-09T14:37:00Z">
              <w:rPr>
                <w:b/>
                <w:bCs/>
                <w:sz w:val="28"/>
                <w:szCs w:val="28"/>
              </w:rPr>
            </w:rPrChange>
          </w:rPr>
          <w:t>ccess to our project buy specific link.</w:t>
        </w:r>
      </w:ins>
    </w:p>
    <w:p w14:paraId="7278BD64" w14:textId="5BC487B0" w:rsidR="00AD1C65" w:rsidRPr="00AD1C65" w:rsidDel="00AD1C65" w:rsidRDefault="00AD1C65">
      <w:pPr>
        <w:pStyle w:val="ListParagraph"/>
        <w:numPr>
          <w:ilvl w:val="0"/>
          <w:numId w:val="5"/>
        </w:numPr>
        <w:rPr>
          <w:del w:id="128" w:author="Jiang, Xia" w:date="2021-06-06T09:56:00Z"/>
          <w:b/>
          <w:bCs/>
          <w:sz w:val="28"/>
          <w:szCs w:val="28"/>
          <w:rPrChange w:id="129" w:author="Jiang, Xia" w:date="2021-06-06T09:49:00Z">
            <w:rPr>
              <w:del w:id="130" w:author="Jiang, Xia" w:date="2021-06-06T09:56:00Z"/>
            </w:rPr>
          </w:rPrChange>
        </w:rPr>
        <w:pPrChange w:id="131" w:author="Jiang, Xia" w:date="2021-06-06T09:49:00Z">
          <w:pPr>
            <w:pStyle w:val="ListParagraph"/>
          </w:pPr>
        </w:pPrChange>
      </w:pPr>
      <w:ins w:id="132" w:author="Jiang, Xia" w:date="2021-06-06T09:56:00Z">
        <w:r>
          <w:rPr>
            <w:b/>
            <w:bCs/>
            <w:sz w:val="28"/>
            <w:szCs w:val="28"/>
          </w:rPr>
          <w:t xml:space="preserve">Server update. You can start by sending IT tickets </w:t>
        </w:r>
      </w:ins>
      <w:ins w:id="133" w:author="Jiang, Xia" w:date="2021-06-06T09:57:00Z">
        <w:r>
          <w:rPr>
            <w:b/>
            <w:bCs/>
            <w:sz w:val="28"/>
            <w:szCs w:val="28"/>
          </w:rPr>
          <w:t>for accessing the two servers</w:t>
        </w:r>
      </w:ins>
      <w:ins w:id="134" w:author="Jiang, Xia" w:date="2021-06-06T10:05:00Z">
        <w:r w:rsidR="0040753B">
          <w:rPr>
            <w:b/>
            <w:bCs/>
            <w:sz w:val="28"/>
            <w:szCs w:val="28"/>
          </w:rPr>
          <w:t xml:space="preserve"> (see </w:t>
        </w:r>
      </w:ins>
      <w:ins w:id="135" w:author="Jiang, Xia" w:date="2021-06-06T10:06:00Z">
        <w:r w:rsidR="0040753B">
          <w:rPr>
            <w:b/>
            <w:bCs/>
            <w:sz w:val="28"/>
            <w:szCs w:val="28"/>
          </w:rPr>
          <w:t>ongoing tasks)</w:t>
        </w:r>
      </w:ins>
      <w:ins w:id="136" w:author="Jiang, Xia" w:date="2021-06-06T09:57:00Z">
        <w:r>
          <w:rPr>
            <w:b/>
            <w:bCs/>
            <w:sz w:val="28"/>
            <w:szCs w:val="28"/>
          </w:rPr>
          <w:t>. Keep records of your IT tickets and copy me for all email</w:t>
        </w:r>
      </w:ins>
      <w:ins w:id="137" w:author="Jiang, Xia" w:date="2021-06-06T09:58:00Z">
        <w:r>
          <w:rPr>
            <w:b/>
            <w:bCs/>
            <w:sz w:val="28"/>
            <w:szCs w:val="28"/>
          </w:rPr>
          <w:t xml:space="preserve"> communications with relevant personnel such as IT regarding this issue.</w:t>
        </w:r>
      </w:ins>
    </w:p>
    <w:p w14:paraId="6EAF50C8" w14:textId="4DFA3571" w:rsidR="00A34745" w:rsidRPr="00AD1C65" w:rsidRDefault="00A34745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rPrChange w:id="138" w:author="Jiang, Xia" w:date="2021-06-06T09:56:00Z">
            <w:rPr/>
          </w:rPrChange>
        </w:rPr>
        <w:pPrChange w:id="139" w:author="Jiang, Xia" w:date="2021-06-06T09:56:00Z">
          <w:pPr>
            <w:pStyle w:val="ListParagraph"/>
          </w:pPr>
        </w:pPrChange>
      </w:pPr>
    </w:p>
    <w:p w14:paraId="6C72F567" w14:textId="3EA49FCC" w:rsidR="00622F54" w:rsidRPr="006601F1" w:rsidRDefault="00A34745" w:rsidP="00622F54">
      <w:pPr>
        <w:rPr>
          <w:b/>
          <w:bCs/>
          <w:sz w:val="28"/>
          <w:szCs w:val="28"/>
        </w:rPr>
      </w:pPr>
      <w:r w:rsidRPr="006601F1">
        <w:rPr>
          <w:b/>
          <w:bCs/>
          <w:sz w:val="28"/>
          <w:szCs w:val="28"/>
        </w:rPr>
        <w:t xml:space="preserve">      </w:t>
      </w:r>
      <w:r w:rsidR="001B6DB7" w:rsidRPr="006601F1">
        <w:rPr>
          <w:b/>
          <w:bCs/>
          <w:sz w:val="28"/>
          <w:szCs w:val="28"/>
        </w:rPr>
        <w:t xml:space="preserve">Less urgent </w:t>
      </w:r>
      <w:r w:rsidR="006601F1">
        <w:rPr>
          <w:b/>
          <w:bCs/>
          <w:sz w:val="28"/>
          <w:szCs w:val="28"/>
        </w:rPr>
        <w:t>specific</w:t>
      </w:r>
      <w:r w:rsidR="001B6DB7" w:rsidRPr="006601F1">
        <w:rPr>
          <w:b/>
          <w:bCs/>
          <w:sz w:val="28"/>
          <w:szCs w:val="28"/>
        </w:rPr>
        <w:t xml:space="preserve"> tasks </w:t>
      </w:r>
    </w:p>
    <w:p w14:paraId="32356FF5" w14:textId="43E0460B" w:rsidR="00A21CE1" w:rsidRPr="006601F1" w:rsidRDefault="00A21CE1" w:rsidP="00A21CE1">
      <w:pPr>
        <w:rPr>
          <w:b/>
          <w:bCs/>
          <w:sz w:val="28"/>
          <w:szCs w:val="28"/>
        </w:rPr>
      </w:pPr>
    </w:p>
    <w:p w14:paraId="05CFE553" w14:textId="570C7692" w:rsidR="00A21CE1" w:rsidRPr="006601F1" w:rsidRDefault="00A21CE1" w:rsidP="00622F54">
      <w:pPr>
        <w:rPr>
          <w:b/>
          <w:bCs/>
          <w:sz w:val="28"/>
          <w:szCs w:val="28"/>
        </w:rPr>
      </w:pPr>
    </w:p>
    <w:sectPr w:rsidR="00A21CE1" w:rsidRPr="006601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AF4717"/>
    <w:multiLevelType w:val="hybridMultilevel"/>
    <w:tmpl w:val="32402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20A5F"/>
    <w:multiLevelType w:val="hybridMultilevel"/>
    <w:tmpl w:val="76E01180"/>
    <w:lvl w:ilvl="0" w:tplc="BAC0E5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FE044A2"/>
    <w:multiLevelType w:val="hybridMultilevel"/>
    <w:tmpl w:val="2CCE3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C33DAA"/>
    <w:multiLevelType w:val="hybridMultilevel"/>
    <w:tmpl w:val="263C5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41289C"/>
    <w:multiLevelType w:val="hybridMultilevel"/>
    <w:tmpl w:val="90D4C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C33FE8"/>
    <w:multiLevelType w:val="hybridMultilevel"/>
    <w:tmpl w:val="C9F41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Jiang, Xia">
    <w15:presenceInfo w15:providerId="AD" w15:userId="S::xij6@pitt.edu::095ccee8-78a9-43d8-8d6c-ec8d13d294ea"/>
  </w15:person>
  <w15:person w15:author="Xu, Chuhan">
    <w15:presenceInfo w15:providerId="AD" w15:userId="S::CHX37@pitt.edu::459d38d6-809b-4d2f-b9ad-c3a6a9d65e8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C88"/>
    <w:rsid w:val="00060DAF"/>
    <w:rsid w:val="001613E9"/>
    <w:rsid w:val="001B6DB7"/>
    <w:rsid w:val="00210C88"/>
    <w:rsid w:val="0040753B"/>
    <w:rsid w:val="00426ACD"/>
    <w:rsid w:val="00524BBC"/>
    <w:rsid w:val="005C1908"/>
    <w:rsid w:val="0061016B"/>
    <w:rsid w:val="00622F54"/>
    <w:rsid w:val="006601F1"/>
    <w:rsid w:val="006731AF"/>
    <w:rsid w:val="006C0F65"/>
    <w:rsid w:val="007844D6"/>
    <w:rsid w:val="008955CA"/>
    <w:rsid w:val="009A5EF6"/>
    <w:rsid w:val="00A01986"/>
    <w:rsid w:val="00A21CE1"/>
    <w:rsid w:val="00A34745"/>
    <w:rsid w:val="00AD1C65"/>
    <w:rsid w:val="00B13B3F"/>
    <w:rsid w:val="00B22692"/>
    <w:rsid w:val="00B87862"/>
    <w:rsid w:val="00C25C1F"/>
    <w:rsid w:val="00C96D17"/>
    <w:rsid w:val="00CF49BA"/>
    <w:rsid w:val="00DA50FF"/>
    <w:rsid w:val="00DB2321"/>
    <w:rsid w:val="00E311BD"/>
    <w:rsid w:val="00E4692A"/>
    <w:rsid w:val="00ED0FE4"/>
    <w:rsid w:val="00F67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A6930"/>
  <w15:chartTrackingRefBased/>
  <w15:docId w15:val="{569B23BF-C7A2-4670-B9D2-BC8656F9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016B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34745"/>
  </w:style>
  <w:style w:type="character" w:customStyle="1" w:styleId="DateChar">
    <w:name w:val="Date Char"/>
    <w:basedOn w:val="DefaultParagraphFont"/>
    <w:link w:val="Date"/>
    <w:uiPriority w:val="99"/>
    <w:semiHidden/>
    <w:rsid w:val="00A34745"/>
  </w:style>
  <w:style w:type="paragraph" w:styleId="Revision">
    <w:name w:val="Revision"/>
    <w:hidden/>
    <w:uiPriority w:val="99"/>
    <w:semiHidden/>
    <w:rsid w:val="006601F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731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1A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019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19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1506</TotalTime>
  <Pages>8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Chuhan Xu</dc:creator>
  <cp:keywords/>
  <dc:description/>
  <cp:lastModifiedBy>Xu, Chuhan</cp:lastModifiedBy>
  <cp:revision>14</cp:revision>
  <dcterms:created xsi:type="dcterms:W3CDTF">2021-02-12T00:10:00Z</dcterms:created>
  <dcterms:modified xsi:type="dcterms:W3CDTF">2021-06-10T00:50:00Z</dcterms:modified>
</cp:coreProperties>
</file>